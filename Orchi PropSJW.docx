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EC8AB5" w14:textId="70C08A87" w:rsidR="00771588" w:rsidRDefault="009A4B37" w:rsidP="009A4B37">
      <w:pPr>
        <w:pStyle w:val="SciHeading1"/>
      </w:pPr>
      <w:r>
        <w:t>Language on the mountain</w:t>
      </w:r>
    </w:p>
    <w:p w14:paraId="1892026B" w14:textId="494C68E0" w:rsidR="00DB473D" w:rsidRDefault="00126B42">
      <w:pPr>
        <w:rPr>
          <w:lang w:val="en-US"/>
        </w:rPr>
      </w:pPr>
      <w:r>
        <w:rPr>
          <w:lang w:val="en-US"/>
        </w:rPr>
        <w:t xml:space="preserve">Having the confidence to start using an unfamiliar language can be daunting. But when </w:t>
      </w:r>
      <w:r w:rsidR="00A25CED">
        <w:rPr>
          <w:lang w:val="en-US"/>
        </w:rPr>
        <w:t>the only conversation available to you at the top of a mountain</w:t>
      </w:r>
      <w:r w:rsidR="00332F77">
        <w:rPr>
          <w:lang w:val="en-US"/>
        </w:rPr>
        <w:t xml:space="preserve"> is Chinese</w:t>
      </w:r>
      <w:r w:rsidR="00A25CED">
        <w:rPr>
          <w:lang w:val="en-US"/>
        </w:rPr>
        <w:t>, there is little to do but jump right in!</w:t>
      </w:r>
    </w:p>
    <w:p w14:paraId="5D090CF7" w14:textId="2E3B4589" w:rsidR="00121EF6" w:rsidRDefault="00DB473D">
      <w:pPr>
        <w:rPr>
          <w:lang w:val="en-US"/>
        </w:rPr>
      </w:pPr>
      <w:r>
        <w:rPr>
          <w:lang w:val="en-US"/>
        </w:rPr>
        <w:t>In my second or third week of residence in Xishuangbanna Tropical Botanic Garden</w:t>
      </w:r>
      <w:r w:rsidR="00BA2749">
        <w:rPr>
          <w:lang w:val="en-US"/>
        </w:rPr>
        <w:t xml:space="preserve"> (XTBG)</w:t>
      </w:r>
      <w:r>
        <w:rPr>
          <w:lang w:val="en-US"/>
        </w:rPr>
        <w:t xml:space="preserve"> I started helping the orchid group plant </w:t>
      </w:r>
      <w:proofErr w:type="spellStart"/>
      <w:r w:rsidRPr="008360EE">
        <w:rPr>
          <w:i/>
          <w:lang w:val="en-US"/>
        </w:rPr>
        <w:t>Dendrobia</w:t>
      </w:r>
      <w:proofErr w:type="spellEnd"/>
      <w:r>
        <w:rPr>
          <w:lang w:val="en-US"/>
        </w:rPr>
        <w:t xml:space="preserve"> in the Green Stone Fores</w:t>
      </w:r>
      <w:r w:rsidR="00BA2749">
        <w:rPr>
          <w:lang w:val="en-US"/>
        </w:rPr>
        <w:t>t.</w:t>
      </w:r>
      <w:r w:rsidR="00AA3F51">
        <w:rPr>
          <w:lang w:val="en-US"/>
        </w:rPr>
        <w:t xml:space="preserve"> </w:t>
      </w:r>
      <w:r w:rsidR="00BA2749">
        <w:rPr>
          <w:lang w:val="en-US"/>
        </w:rPr>
        <w:t xml:space="preserve">The Green Stone Forest is one of the farthest reaches of XTBG. It consists of a few jagged limestone hills, covered in trees, protruding out of </w:t>
      </w:r>
      <w:r w:rsidR="00121EF6">
        <w:rPr>
          <w:lang w:val="en-US"/>
        </w:rPr>
        <w:t>a sea of rubber plantation</w:t>
      </w:r>
      <w:r w:rsidR="00CF4302">
        <w:rPr>
          <w:lang w:val="en-US"/>
        </w:rPr>
        <w:t xml:space="preserve"> enshrouded by mist</w:t>
      </w:r>
      <w:r w:rsidR="00BA2749">
        <w:rPr>
          <w:lang w:val="en-US"/>
        </w:rPr>
        <w:t>. The landscape is divided by a series of boardwalks which extend from the valley to the highest point</w:t>
      </w:r>
      <w:commentRangeStart w:id="0"/>
      <w:r w:rsidR="00BA2749">
        <w:rPr>
          <w:lang w:val="en-US"/>
        </w:rPr>
        <w:t xml:space="preserve">. </w:t>
      </w:r>
      <w:r w:rsidR="00CF4302">
        <w:rPr>
          <w:lang w:val="en-US"/>
        </w:rPr>
        <w:t>While s</w:t>
      </w:r>
      <w:r w:rsidR="00BA2749">
        <w:rPr>
          <w:lang w:val="en-US"/>
        </w:rPr>
        <w:t>tanding at this point</w:t>
      </w:r>
      <w:r w:rsidR="00CF4302">
        <w:rPr>
          <w:lang w:val="en-US"/>
        </w:rPr>
        <w:t xml:space="preserve"> it is possible to </w:t>
      </w:r>
      <w:r w:rsidR="00121EF6">
        <w:rPr>
          <w:lang w:val="en-US"/>
        </w:rPr>
        <w:t>briefly</w:t>
      </w:r>
      <w:r w:rsidR="00CF4302">
        <w:rPr>
          <w:lang w:val="en-US"/>
        </w:rPr>
        <w:t xml:space="preserve"> experience</w:t>
      </w:r>
      <w:r w:rsidR="00121EF6">
        <w:rPr>
          <w:lang w:val="en-US"/>
        </w:rPr>
        <w:t xml:space="preserve"> the wonderful feeling of being truly alone. With no connection to another human being, I sat</w:t>
      </w:r>
      <w:r w:rsidR="00CF4302">
        <w:rPr>
          <w:lang w:val="en-US"/>
        </w:rPr>
        <w:t xml:space="preserve"> here once</w:t>
      </w:r>
      <w:r w:rsidR="00121EF6">
        <w:rPr>
          <w:lang w:val="en-US"/>
        </w:rPr>
        <w:t xml:space="preserve"> listening to the gentle wind and the sounds of the birds</w:t>
      </w:r>
      <w:r w:rsidR="00CF4302">
        <w:rPr>
          <w:lang w:val="en-US"/>
        </w:rPr>
        <w:t xml:space="preserve"> until I decided it was time to reconnect with civilization. </w:t>
      </w:r>
      <w:commentRangeEnd w:id="0"/>
      <w:r w:rsidR="00CF4302">
        <w:rPr>
          <w:rStyle w:val="CommentReference"/>
        </w:rPr>
        <w:commentReference w:id="0"/>
      </w:r>
    </w:p>
    <w:p w14:paraId="34739358" w14:textId="7729F9EB" w:rsidR="00D854D2" w:rsidRDefault="00D854D2">
      <w:pPr>
        <w:rPr>
          <w:lang w:val="en-US"/>
        </w:rPr>
      </w:pPr>
      <w:proofErr w:type="spellStart"/>
      <w:r w:rsidRPr="008360EE">
        <w:rPr>
          <w:i/>
          <w:lang w:val="en-US"/>
        </w:rPr>
        <w:t>Dendrobium</w:t>
      </w:r>
      <w:proofErr w:type="spellEnd"/>
      <w:r>
        <w:rPr>
          <w:lang w:val="en-US"/>
        </w:rPr>
        <w:t xml:space="preserve"> species are in the family </w:t>
      </w:r>
      <w:proofErr w:type="spellStart"/>
      <w:r>
        <w:rPr>
          <w:lang w:val="en-US"/>
        </w:rPr>
        <w:t>Orchidaceae</w:t>
      </w:r>
      <w:proofErr w:type="spellEnd"/>
      <w:r>
        <w:rPr>
          <w:lang w:val="en-US"/>
        </w:rPr>
        <w:t xml:space="preserve"> and are important in Chinese culture for their medicinal use.  But because of their usefulness they are sometimes over</w:t>
      </w:r>
      <w:r w:rsidR="00EC2158">
        <w:rPr>
          <w:lang w:val="en-US"/>
        </w:rPr>
        <w:t>-</w:t>
      </w:r>
      <w:r>
        <w:rPr>
          <w:lang w:val="en-US"/>
        </w:rPr>
        <w:t xml:space="preserve">harvested, resulting in a decline in the species. In this area of Xishuangbanna there has also been a huge loss of forest </w:t>
      </w:r>
      <w:r w:rsidR="00EC2158">
        <w:rPr>
          <w:lang w:val="en-US"/>
        </w:rPr>
        <w:t>to</w:t>
      </w:r>
      <w:r>
        <w:rPr>
          <w:lang w:val="en-US"/>
        </w:rPr>
        <w:t xml:space="preserve"> rubber plantations, </w:t>
      </w:r>
      <w:r w:rsidR="00EC2158">
        <w:rPr>
          <w:lang w:val="en-US"/>
        </w:rPr>
        <w:t>leaving</w:t>
      </w:r>
      <w:r>
        <w:rPr>
          <w:lang w:val="en-US"/>
        </w:rPr>
        <w:t xml:space="preserve"> orchids </w:t>
      </w:r>
      <w:r w:rsidR="00EC2158">
        <w:rPr>
          <w:lang w:val="en-US"/>
        </w:rPr>
        <w:t>far</w:t>
      </w:r>
      <w:r>
        <w:rPr>
          <w:lang w:val="en-US"/>
        </w:rPr>
        <w:t xml:space="preserve"> less forest to</w:t>
      </w:r>
      <w:r w:rsidR="00EC2158">
        <w:rPr>
          <w:lang w:val="en-US"/>
        </w:rPr>
        <w:t xml:space="preserve"> inhabit.</w:t>
      </w:r>
      <w:r>
        <w:rPr>
          <w:lang w:val="en-US"/>
        </w:rPr>
        <w:t xml:space="preserve">  </w:t>
      </w:r>
    </w:p>
    <w:p w14:paraId="50E873F4" w14:textId="77777777" w:rsidR="00D854D2" w:rsidRDefault="00D854D2">
      <w:pPr>
        <w:rPr>
          <w:lang w:val="en-US"/>
        </w:rPr>
      </w:pPr>
    </w:p>
    <w:p w14:paraId="00B54172" w14:textId="6AF677AC" w:rsidR="00D854D2" w:rsidRDefault="00FB3F40">
      <w:pPr>
        <w:rPr>
          <w:lang w:val="en-US"/>
        </w:rPr>
      </w:pPr>
      <w:r>
        <w:rPr>
          <w:lang w:val="en-US"/>
        </w:rPr>
        <w:t>Our mission is</w:t>
      </w:r>
      <w:r w:rsidR="00D854D2">
        <w:rPr>
          <w:lang w:val="en-US"/>
        </w:rPr>
        <w:t xml:space="preserve"> to</w:t>
      </w:r>
      <w:r>
        <w:rPr>
          <w:lang w:val="en-US"/>
        </w:rPr>
        <w:t xml:space="preserve"> try to</w:t>
      </w:r>
      <w:r w:rsidR="00D854D2">
        <w:rPr>
          <w:lang w:val="en-US"/>
        </w:rPr>
        <w:t xml:space="preserve"> reintroduce </w:t>
      </w:r>
      <w:proofErr w:type="spellStart"/>
      <w:r w:rsidR="00D854D2" w:rsidRPr="008360EE">
        <w:rPr>
          <w:i/>
          <w:lang w:val="en-US"/>
        </w:rPr>
        <w:t>Dendrobium</w:t>
      </w:r>
      <w:proofErr w:type="spellEnd"/>
      <w:r w:rsidR="00D854D2">
        <w:rPr>
          <w:lang w:val="en-US"/>
        </w:rPr>
        <w:t xml:space="preserve"> species into the remaining limestone forests. </w:t>
      </w:r>
      <w:r>
        <w:rPr>
          <w:lang w:val="en-US"/>
        </w:rPr>
        <w:t xml:space="preserve">A </w:t>
      </w:r>
      <w:r w:rsidR="008562B2">
        <w:rPr>
          <w:lang w:val="en-US"/>
        </w:rPr>
        <w:t>process</w:t>
      </w:r>
      <w:r>
        <w:rPr>
          <w:lang w:val="en-US"/>
        </w:rPr>
        <w:t xml:space="preserve"> which</w:t>
      </w:r>
      <w:r w:rsidR="008562B2">
        <w:rPr>
          <w:lang w:val="en-US"/>
        </w:rPr>
        <w:t xml:space="preserve"> involves sticking sphagnum moss on tree trunks with cling film, </w:t>
      </w:r>
      <w:r w:rsidR="00A24309">
        <w:rPr>
          <w:lang w:val="en-US"/>
        </w:rPr>
        <w:t>then</w:t>
      </w:r>
      <w:r w:rsidR="008562B2">
        <w:rPr>
          <w:lang w:val="en-US"/>
        </w:rPr>
        <w:t xml:space="preserve"> injecting the orchid seed </w:t>
      </w:r>
      <w:r w:rsidR="00A24309">
        <w:rPr>
          <w:lang w:val="en-US"/>
        </w:rPr>
        <w:t xml:space="preserve">into the moss with </w:t>
      </w:r>
      <w:proofErr w:type="gramStart"/>
      <w:r w:rsidR="00A24309">
        <w:rPr>
          <w:lang w:val="en-US"/>
        </w:rPr>
        <w:t>an</w:t>
      </w:r>
      <w:proofErr w:type="gramEnd"/>
      <w:r w:rsidR="00A24309">
        <w:rPr>
          <w:lang w:val="en-US"/>
        </w:rPr>
        <w:t xml:space="preserve"> hypodermic syringe. </w:t>
      </w:r>
      <w:r w:rsidR="00D854D2">
        <w:rPr>
          <w:lang w:val="en-US"/>
        </w:rPr>
        <w:t xml:space="preserve">The seeds are microscopic and the most important part of this delicate operation is that the seeds have been inoculated with a fungus which forms a symbiotic relationship with the seed and enables it to germinate. </w:t>
      </w:r>
    </w:p>
    <w:p w14:paraId="449C51CF" w14:textId="77777777" w:rsidR="00D854D2" w:rsidRDefault="00D854D2">
      <w:pPr>
        <w:rPr>
          <w:lang w:val="en-US"/>
        </w:rPr>
      </w:pPr>
    </w:p>
    <w:p w14:paraId="3BFB5029" w14:textId="3ABEB58C" w:rsidR="00DB473D" w:rsidRDefault="00A24309">
      <w:pPr>
        <w:rPr>
          <w:lang w:val="en-US"/>
        </w:rPr>
      </w:pPr>
      <w:r>
        <w:rPr>
          <w:lang w:val="en-US"/>
        </w:rPr>
        <w:t xml:space="preserve">It is a two </w:t>
      </w:r>
      <w:r w:rsidR="00FB3F40">
        <w:rPr>
          <w:lang w:val="en-US"/>
        </w:rPr>
        <w:t xml:space="preserve">person </w:t>
      </w:r>
      <w:r>
        <w:rPr>
          <w:lang w:val="en-US"/>
        </w:rPr>
        <w:t xml:space="preserve">job with one holding the moss in place and the other </w:t>
      </w:r>
      <w:r w:rsidR="0049228E">
        <w:rPr>
          <w:lang w:val="en-US"/>
        </w:rPr>
        <w:t>wrapping</w:t>
      </w:r>
      <w:r w:rsidR="00FB3F40">
        <w:rPr>
          <w:lang w:val="en-US"/>
        </w:rPr>
        <w:t xml:space="preserve"> the trunk</w:t>
      </w:r>
      <w:r>
        <w:rPr>
          <w:lang w:val="en-US"/>
        </w:rPr>
        <w:t xml:space="preserve"> with cling film and one person injecting while the other fills the syringes.</w:t>
      </w:r>
      <w:r w:rsidR="00E7498D">
        <w:rPr>
          <w:lang w:val="en-US"/>
        </w:rPr>
        <w:t xml:space="preserve"> This is all done while making sure not to let the glass jar which holds </w:t>
      </w:r>
      <w:r w:rsidR="00C63914">
        <w:rPr>
          <w:lang w:val="en-US"/>
        </w:rPr>
        <w:t>the seed</w:t>
      </w:r>
      <w:r w:rsidR="00E7498D">
        <w:rPr>
          <w:lang w:val="en-US"/>
        </w:rPr>
        <w:t xml:space="preserve"> roll down the slope</w:t>
      </w:r>
      <w:r w:rsidR="00C63914">
        <w:rPr>
          <w:lang w:val="en-US"/>
        </w:rPr>
        <w:t xml:space="preserve"> – a crime which ends the day of fieldwork</w:t>
      </w:r>
      <w:r w:rsidR="00E7498D">
        <w:rPr>
          <w:lang w:val="en-US"/>
        </w:rPr>
        <w:t>.</w:t>
      </w:r>
      <w:r>
        <w:rPr>
          <w:lang w:val="en-US"/>
        </w:rPr>
        <w:t xml:space="preserve"> </w:t>
      </w:r>
      <w:r w:rsidR="00D854D2">
        <w:rPr>
          <w:lang w:val="en-US"/>
        </w:rPr>
        <w:t xml:space="preserve">There are two main seasons in Xishuangbanna: hot and wet which is month to month, and warm and dry, November – </w:t>
      </w:r>
      <w:r w:rsidR="00FB3F40">
        <w:rPr>
          <w:lang w:val="en-US"/>
        </w:rPr>
        <w:t>May</w:t>
      </w:r>
      <w:r w:rsidR="00D854D2">
        <w:rPr>
          <w:lang w:val="en-US"/>
        </w:rPr>
        <w:t xml:space="preserve">. </w:t>
      </w:r>
      <w:r>
        <w:rPr>
          <w:lang w:val="en-US"/>
        </w:rPr>
        <w:t>The moss is only used in the dry season so that moisture is retained under the cling film for long enough for the seeds to germinate.</w:t>
      </w:r>
      <w:r w:rsidR="00D854D2">
        <w:rPr>
          <w:lang w:val="en-US"/>
        </w:rPr>
        <w:t xml:space="preserve"> </w:t>
      </w:r>
      <w:r w:rsidR="00FB3F40">
        <w:rPr>
          <w:lang w:val="en-US"/>
        </w:rPr>
        <w:t>A germinating seed results in an attractive sight for tourists as well as a success for the conservation of orchids.</w:t>
      </w:r>
    </w:p>
    <w:p w14:paraId="336B2B20" w14:textId="77777777" w:rsidR="00F675C4" w:rsidRDefault="00F675C4" w:rsidP="00F675C4">
      <w:pPr>
        <w:keepNext/>
        <w:rPr>
          <w:ins w:id="1" w:author="Sam Herniman" w:date="2015-01-12T17:01:00Z"/>
        </w:rPr>
        <w:pPrChange w:id="2" w:author="Sam Herniman" w:date="2015-01-12T17:01:00Z">
          <w:pPr/>
        </w:pPrChange>
      </w:pPr>
      <w:ins w:id="3" w:author="Sam Herniman" w:date="2015-01-12T16:59:00Z">
        <w:r>
          <w:rPr>
            <w:noProof/>
            <w:lang w:eastAsia="en-GB"/>
          </w:rPr>
          <w:lastRenderedPageBreak/>
          <w:drawing>
            <wp:inline distT="0" distB="0" distL="0" distR="0" wp14:anchorId="0691BBE1" wp14:editId="2ED50000">
              <wp:extent cx="5724525" cy="3819525"/>
              <wp:effectExtent l="0" t="0" r="9525" b="9525"/>
              <wp:docPr id="1" name="Picture 1" descr="C:\Users\User\AppData\Local\Microsoft\Windows\INetCache\Content.Word\IMG_6164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Users\User\AppData\Local\Microsoft\Windows\INetCache\Content.Word\IMG_6164.jpg"/>
                      <pic:cNvPicPr>
                        <a:picLocks noChangeAspect="1" noChangeArrowheads="1"/>
                      </pic:cNvPicPr>
                    </pic:nvPicPr>
                    <pic:blipFill>
                      <a:blip r:embed="rId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 rot="5400000">
                        <a:off x="0" y="0"/>
                        <a:ext cx="5724525" cy="38195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14:paraId="333F11A8" w14:textId="3ED907A2" w:rsidR="00D854D2" w:rsidRDefault="00F675C4" w:rsidP="00F675C4">
      <w:pPr>
        <w:pStyle w:val="Caption"/>
        <w:rPr>
          <w:lang w:val="en-US"/>
        </w:rPr>
        <w:pPrChange w:id="4" w:author="Sam Herniman" w:date="2015-01-12T17:01:00Z">
          <w:pPr/>
        </w:pPrChange>
      </w:pPr>
      <w:ins w:id="5" w:author="Sam Herniman" w:date="2015-01-12T17:01:00Z">
        <w:r>
          <w:rPr>
            <w:lang w:val="en-US"/>
          </w:rPr>
          <w:fldChar w:fldCharType="begin"/>
        </w:r>
        <w:r>
          <w:rPr>
            <w:lang w:val="en-US"/>
          </w:rPr>
          <w:instrText xml:space="preserve"> SEQ Figure \* ARABIC </w:instrText>
        </w:r>
      </w:ins>
      <w:r>
        <w:rPr>
          <w:lang w:val="en-US"/>
        </w:rPr>
        <w:fldChar w:fldCharType="separate"/>
      </w:r>
      <w:ins w:id="6" w:author="Sam Herniman" w:date="2015-01-12T17:01:00Z">
        <w:r>
          <w:rPr>
            <w:noProof/>
            <w:lang w:val="en-US"/>
          </w:rPr>
          <w:t>1</w:t>
        </w:r>
        <w:r>
          <w:rPr>
            <w:lang w:val="en-US"/>
          </w:rPr>
          <w:fldChar w:fldCharType="end"/>
        </w:r>
        <w:r>
          <w:t xml:space="preserve"> The product of our labours. A tree</w:t>
        </w:r>
        <w:r>
          <w:rPr>
            <w:noProof/>
          </w:rPr>
          <w:t xml:space="preserve"> fully wrapped and seeded.</w:t>
        </w:r>
      </w:ins>
      <w:bookmarkStart w:id="7" w:name="_GoBack"/>
      <w:bookmarkEnd w:id="7"/>
    </w:p>
    <w:p w14:paraId="17360C39" w14:textId="20618546" w:rsidR="00A24309" w:rsidRDefault="00D854D2">
      <w:pPr>
        <w:rPr>
          <w:lang w:val="en-US"/>
        </w:rPr>
      </w:pPr>
      <w:r>
        <w:rPr>
          <w:lang w:val="en-US"/>
        </w:rPr>
        <w:t xml:space="preserve">The team carrying out this project </w:t>
      </w:r>
      <w:r w:rsidR="00FB3F40">
        <w:rPr>
          <w:lang w:val="en-US"/>
        </w:rPr>
        <w:t>is</w:t>
      </w:r>
      <w:r>
        <w:rPr>
          <w:lang w:val="en-US"/>
        </w:rPr>
        <w:t xml:space="preserve"> all Chinese</w:t>
      </w:r>
      <w:r w:rsidR="00FB3F40">
        <w:rPr>
          <w:lang w:val="en-US"/>
        </w:rPr>
        <w:t xml:space="preserve"> making it an excellent </w:t>
      </w:r>
      <w:r>
        <w:rPr>
          <w:lang w:val="en-US"/>
        </w:rPr>
        <w:t xml:space="preserve">opportunity </w:t>
      </w:r>
      <w:r w:rsidR="00A24309">
        <w:rPr>
          <w:lang w:val="en-US"/>
        </w:rPr>
        <w:t xml:space="preserve">to try out my meager </w:t>
      </w:r>
      <w:r w:rsidR="0049228E">
        <w:rPr>
          <w:lang w:val="en-US"/>
        </w:rPr>
        <w:t>Mandarin. The number of words I actually learnt was relatively low, however my confidence in communication felt a significant boost.</w:t>
      </w:r>
    </w:p>
    <w:p w14:paraId="0F7F9D2F" w14:textId="0F219D8B" w:rsidR="0049228E" w:rsidRDefault="0049228E">
      <w:pPr>
        <w:rPr>
          <w:lang w:val="en-US"/>
        </w:rPr>
      </w:pPr>
      <w:r>
        <w:rPr>
          <w:lang w:val="en-US"/>
        </w:rPr>
        <w:t xml:space="preserve">My mum used to tell me I was unable to multitask but learning a language while learning to plant orchids </w:t>
      </w:r>
      <w:r w:rsidR="00D854D2">
        <w:rPr>
          <w:lang w:val="en-US"/>
        </w:rPr>
        <w:t xml:space="preserve">was not as </w:t>
      </w:r>
      <w:r w:rsidR="00D834D0">
        <w:rPr>
          <w:lang w:val="en-US"/>
        </w:rPr>
        <w:t>frightening</w:t>
      </w:r>
      <w:r w:rsidR="00D854D2">
        <w:rPr>
          <w:lang w:val="en-US"/>
        </w:rPr>
        <w:t xml:space="preserve"> as I first thought. </w:t>
      </w:r>
      <w:r>
        <w:rPr>
          <w:lang w:val="en-US"/>
        </w:rPr>
        <w:t>.</w:t>
      </w:r>
    </w:p>
    <w:p w14:paraId="2DBDC993" w14:textId="77777777" w:rsidR="009A4B37" w:rsidRDefault="009A4B37">
      <w:pPr>
        <w:rPr>
          <w:lang w:val="en-US"/>
        </w:rPr>
      </w:pPr>
    </w:p>
    <w:p w14:paraId="64EADA67" w14:textId="77777777" w:rsidR="009A4B37" w:rsidRPr="00DB473D" w:rsidRDefault="009A4B37">
      <w:pPr>
        <w:rPr>
          <w:lang w:val="en-US"/>
        </w:rPr>
      </w:pPr>
      <w:r>
        <w:rPr>
          <w:lang w:val="en-US"/>
        </w:rPr>
        <w:t>Sam Herniman</w:t>
      </w:r>
    </w:p>
    <w:sectPr w:rsidR="009A4B37" w:rsidRPr="00DB47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Sam Herniman" w:date="2015-01-12T16:08:00Z" w:initials="SH">
    <w:p w14:paraId="33B8BB2F" w14:textId="3C0BBF8B" w:rsidR="00CF4302" w:rsidRDefault="00CF4302">
      <w:pPr>
        <w:pStyle w:val="CommentText"/>
      </w:pPr>
      <w:r>
        <w:rPr>
          <w:rStyle w:val="CommentReference"/>
        </w:rPr>
        <w:annotationRef/>
      </w:r>
      <w:r>
        <w:t>I think this bit describes the feeling of the platform well but I am not sure if it fits. What do you think?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3B8BB2F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am Herniman">
    <w15:presenceInfo w15:providerId="Windows Live" w15:userId="82c3f65af26b26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473D"/>
    <w:rsid w:val="00065344"/>
    <w:rsid w:val="000B7E98"/>
    <w:rsid w:val="00121EF6"/>
    <w:rsid w:val="00126B42"/>
    <w:rsid w:val="00270F0B"/>
    <w:rsid w:val="00332F77"/>
    <w:rsid w:val="0049228E"/>
    <w:rsid w:val="0057368A"/>
    <w:rsid w:val="007212DA"/>
    <w:rsid w:val="00771588"/>
    <w:rsid w:val="008360EE"/>
    <w:rsid w:val="008562B2"/>
    <w:rsid w:val="009A4B37"/>
    <w:rsid w:val="00A24309"/>
    <w:rsid w:val="00A25CED"/>
    <w:rsid w:val="00AA3F51"/>
    <w:rsid w:val="00AD0487"/>
    <w:rsid w:val="00BA2749"/>
    <w:rsid w:val="00C63914"/>
    <w:rsid w:val="00CF4302"/>
    <w:rsid w:val="00D834D0"/>
    <w:rsid w:val="00D854D2"/>
    <w:rsid w:val="00DB473D"/>
    <w:rsid w:val="00E00F5D"/>
    <w:rsid w:val="00E7498D"/>
    <w:rsid w:val="00EC2158"/>
    <w:rsid w:val="00F675C4"/>
    <w:rsid w:val="00FB3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D00C4D"/>
  <w15:docId w15:val="{87206102-DC9E-4FC9-B55E-0D59DFF21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12D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212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ciHeading1">
    <w:name w:val="Sci Heading 1"/>
    <w:basedOn w:val="Heading1"/>
    <w:link w:val="SciHeading1Char"/>
    <w:qFormat/>
    <w:rsid w:val="007212DA"/>
    <w:rPr>
      <w:color w:val="000000" w:themeColor="text1"/>
      <w:lang w:val="en-US"/>
    </w:rPr>
  </w:style>
  <w:style w:type="character" w:customStyle="1" w:styleId="SciHeading1Char">
    <w:name w:val="Sci Heading 1 Char"/>
    <w:basedOn w:val="Heading1Char"/>
    <w:link w:val="SciHeading1"/>
    <w:rsid w:val="007212DA"/>
    <w:rPr>
      <w:rFonts w:asciiTheme="majorHAnsi" w:eastAsiaTheme="majorEastAsia" w:hAnsiTheme="majorHAnsi" w:cstheme="majorBidi"/>
      <w:color w:val="000000" w:themeColor="text1"/>
      <w:sz w:val="32"/>
      <w:szCs w:val="3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212D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SciHeading2">
    <w:name w:val="Sci Heading 2"/>
    <w:basedOn w:val="Heading2"/>
    <w:link w:val="SciHeading2Char"/>
    <w:qFormat/>
    <w:rsid w:val="007212DA"/>
  </w:style>
  <w:style w:type="character" w:customStyle="1" w:styleId="SciHeading2Char">
    <w:name w:val="Sci Heading 2 Char"/>
    <w:basedOn w:val="Heading2Char"/>
    <w:link w:val="SciHeading2"/>
    <w:rsid w:val="007212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212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D854D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854D2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854D2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854D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854D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854D2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54D2"/>
    <w:rPr>
      <w:rFonts w:ascii="Lucida Grande" w:hAnsi="Lucida Grande" w:cs="Lucida Grande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F675C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people" Target="people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5" Type="http://schemas.microsoft.com/office/2011/relationships/commentsExtended" Target="commentsExtended.xml"/><Relationship Id="rId4" Type="http://schemas.openxmlformats.org/officeDocument/2006/relationships/comments" Target="comment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2948</TotalTime>
  <Pages>2</Pages>
  <Words>443</Words>
  <Characters>2527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Herniman</dc:creator>
  <cp:keywords/>
  <dc:description/>
  <cp:lastModifiedBy>Sam Herniman</cp:lastModifiedBy>
  <cp:revision>9</cp:revision>
  <dcterms:created xsi:type="dcterms:W3CDTF">2015-01-10T07:31:00Z</dcterms:created>
  <dcterms:modified xsi:type="dcterms:W3CDTF">2015-01-12T09:01:00Z</dcterms:modified>
</cp:coreProperties>
</file>